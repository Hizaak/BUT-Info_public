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4373" w:rsidRPr="0058396B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20"/>
          <w:szCs w:val="20"/>
        </w:rPr>
      </w:pPr>
    </w:p>
    <w:p w:rsidR="008A4373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32"/>
          <w:szCs w:val="32"/>
        </w:rPr>
      </w:pPr>
      <w:r w:rsidRPr="0058396B">
        <w:rPr>
          <w:rFonts w:ascii="Arial" w:hAnsi="Arial" w:cs="Arial"/>
          <w:b/>
          <w:noProof/>
          <w:color w:val="003399"/>
          <w:sz w:val="32"/>
          <w:szCs w:val="32"/>
          <w:lang w:eastAsia="fr-FR"/>
        </w:rPr>
        <w:drawing>
          <wp:inline distT="0" distB="0" distL="0" distR="0" wp14:anchorId="42EC6091" wp14:editId="01416D53">
            <wp:extent cx="4505325" cy="2486025"/>
            <wp:effectExtent l="0" t="0" r="0" b="0"/>
            <wp:docPr id="15" name="Image 14" descr="organisati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4" descr="organisation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373" w:rsidRDefault="008A4373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32"/>
          <w:szCs w:val="32"/>
        </w:rPr>
      </w:pPr>
    </w:p>
    <w:p w:rsidR="008A4373" w:rsidRPr="0058396B" w:rsidRDefault="00C071C4" w:rsidP="008A4373">
      <w:pPr>
        <w:spacing w:after="0" w:line="240" w:lineRule="auto"/>
        <w:jc w:val="center"/>
        <w:rPr>
          <w:rFonts w:ascii="Arial" w:hAnsi="Arial" w:cs="Arial"/>
          <w:b/>
          <w:color w:val="003399"/>
          <w:sz w:val="28"/>
          <w:szCs w:val="28"/>
        </w:rPr>
      </w:pPr>
      <w:r>
        <w:rPr>
          <w:rFonts w:ascii="Arial" w:hAnsi="Arial" w:cs="Arial"/>
          <w:b/>
          <w:color w:val="003399"/>
          <w:sz w:val="28"/>
          <w:szCs w:val="28"/>
        </w:rPr>
        <w:t>C2</w:t>
      </w:r>
      <w:r w:rsidR="00116FF8">
        <w:rPr>
          <w:rFonts w:ascii="Arial" w:hAnsi="Arial" w:cs="Arial"/>
          <w:b/>
          <w:color w:val="003399"/>
          <w:sz w:val="28"/>
          <w:szCs w:val="28"/>
        </w:rPr>
        <w:t>_TD2_1</w:t>
      </w:r>
      <w:r w:rsidR="008C156B">
        <w:rPr>
          <w:rFonts w:ascii="Arial" w:hAnsi="Arial" w:cs="Arial"/>
          <w:b/>
          <w:color w:val="003399"/>
          <w:sz w:val="28"/>
          <w:szCs w:val="28"/>
        </w:rPr>
        <w:t xml:space="preserve"> </w:t>
      </w:r>
      <w:r w:rsidR="008A4373" w:rsidRPr="0058396B">
        <w:rPr>
          <w:rFonts w:ascii="Arial" w:hAnsi="Arial" w:cs="Arial"/>
          <w:b/>
          <w:color w:val="003399"/>
          <w:sz w:val="28"/>
          <w:szCs w:val="28"/>
        </w:rPr>
        <w:t xml:space="preserve">: </w:t>
      </w:r>
      <w:r w:rsidR="008A4373">
        <w:rPr>
          <w:rFonts w:ascii="Arial" w:hAnsi="Arial" w:cs="Arial"/>
          <w:b/>
          <w:color w:val="003399"/>
          <w:sz w:val="28"/>
          <w:szCs w:val="28"/>
        </w:rPr>
        <w:t xml:space="preserve">L’organisation et ses </w:t>
      </w:r>
      <w:r w:rsidR="008A4373" w:rsidRPr="0058396B">
        <w:rPr>
          <w:rFonts w:ascii="Arial" w:hAnsi="Arial" w:cs="Arial"/>
          <w:b/>
          <w:color w:val="003399"/>
          <w:sz w:val="28"/>
          <w:szCs w:val="28"/>
        </w:rPr>
        <w:t>structures, culture et pouvoir</w:t>
      </w:r>
    </w:p>
    <w:p w:rsidR="007B1E15" w:rsidRDefault="007B1E15" w:rsidP="004A61F4">
      <w:pPr>
        <w:spacing w:after="0" w:line="240" w:lineRule="auto"/>
        <w:rPr>
          <w:rFonts w:ascii="Arial" w:hAnsi="Arial" w:cs="Arial"/>
          <w:b/>
          <w:color w:val="C00000"/>
          <w:sz w:val="24"/>
          <w:szCs w:val="24"/>
        </w:rPr>
      </w:pPr>
    </w:p>
    <w:p w:rsidR="00DC4129" w:rsidRDefault="00DC4129" w:rsidP="00DC4129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fr-FR"/>
        </w:rPr>
        <w:drawing>
          <wp:inline distT="0" distB="0" distL="0" distR="0">
            <wp:extent cx="5247894" cy="40195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8" cy="40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129" w:rsidRDefault="00DC4129" w:rsidP="000C2737">
      <w:pPr>
        <w:spacing w:after="0" w:line="240" w:lineRule="auto"/>
        <w:jc w:val="both"/>
        <w:rPr>
          <w:rFonts w:ascii="Arial" w:hAnsi="Arial" w:cs="Arial"/>
          <w:b/>
        </w:rPr>
      </w:pPr>
    </w:p>
    <w:p w:rsidR="00DC4129" w:rsidRPr="003C2E95" w:rsidRDefault="003C2E95" w:rsidP="003C2E95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 xml:space="preserve">1. </w:t>
      </w:r>
      <w:r w:rsidR="00DC4129" w:rsidRPr="003C2E95">
        <w:rPr>
          <w:rFonts w:ascii="Arial" w:hAnsi="Arial" w:cs="Arial"/>
          <w:b/>
          <w:color w:val="000000"/>
        </w:rPr>
        <w:t xml:space="preserve">Quel est le domaine d'activité du Groupe </w:t>
      </w:r>
      <w:proofErr w:type="spellStart"/>
      <w:r w:rsidR="00DC4129" w:rsidRPr="003C2E95">
        <w:rPr>
          <w:rFonts w:ascii="Arial" w:hAnsi="Arial" w:cs="Arial"/>
          <w:b/>
          <w:color w:val="000000"/>
        </w:rPr>
        <w:t>Altrad</w:t>
      </w:r>
      <w:proofErr w:type="spellEnd"/>
      <w:r w:rsidR="00DC4129" w:rsidRPr="003C2E95">
        <w:rPr>
          <w:rFonts w:ascii="Arial" w:hAnsi="Arial" w:cs="Arial"/>
          <w:b/>
          <w:color w:val="000000"/>
        </w:rPr>
        <w:t xml:space="preserve"> ?</w:t>
      </w:r>
    </w:p>
    <w:p w:rsidR="003C2E95" w:rsidRDefault="003C2E95" w:rsidP="003C2E95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color w:val="000000"/>
        </w:rPr>
      </w:pPr>
    </w:p>
    <w:p w:rsidR="003C2E95" w:rsidRPr="003C2E95" w:rsidRDefault="003C2E95" w:rsidP="003C2E95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Le groupe </w:t>
      </w:r>
      <w:proofErr w:type="spellStart"/>
      <w:r>
        <w:rPr>
          <w:rFonts w:ascii="Arial" w:hAnsi="Arial" w:cs="Arial"/>
          <w:color w:val="000000"/>
        </w:rPr>
        <w:t>Altrad</w:t>
      </w:r>
      <w:proofErr w:type="spellEnd"/>
      <w:r>
        <w:rPr>
          <w:rFonts w:ascii="Arial" w:hAnsi="Arial" w:cs="Arial"/>
          <w:color w:val="000000"/>
        </w:rPr>
        <w:t xml:space="preserve"> travaille dans le bâtiment, en particulier les bétonnières, brouettes, échafaudages.</w:t>
      </w:r>
    </w:p>
    <w:p w:rsidR="003C2E95" w:rsidRPr="003C2E95" w:rsidRDefault="003C2E95" w:rsidP="003C2E95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000000"/>
        </w:rPr>
      </w:pPr>
    </w:p>
    <w:p w:rsidR="005653FD" w:rsidRDefault="005653FD" w:rsidP="003C2E95">
      <w:pPr>
        <w:autoSpaceDE w:val="0"/>
        <w:autoSpaceDN w:val="0"/>
        <w:adjustRightInd w:val="0"/>
        <w:snapToGrid w:val="0"/>
        <w:spacing w:before="120" w:after="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2</w:t>
      </w:r>
      <w:r w:rsidR="00DC4129" w:rsidRPr="00303D6D">
        <w:rPr>
          <w:rFonts w:ascii="Arial" w:hAnsi="Arial" w:cs="Arial"/>
          <w:b/>
          <w:color w:val="000000"/>
        </w:rPr>
        <w:t xml:space="preserve">. Pourquoi le développement du Groupe </w:t>
      </w:r>
      <w:proofErr w:type="spellStart"/>
      <w:r w:rsidR="00DC4129" w:rsidRPr="00303D6D">
        <w:rPr>
          <w:rFonts w:ascii="Arial" w:hAnsi="Arial" w:cs="Arial"/>
          <w:b/>
          <w:color w:val="000000"/>
        </w:rPr>
        <w:t>Altrad</w:t>
      </w:r>
      <w:proofErr w:type="spellEnd"/>
      <w:r w:rsidR="00DC4129" w:rsidRPr="00303D6D">
        <w:rPr>
          <w:rFonts w:ascii="Arial" w:hAnsi="Arial" w:cs="Arial"/>
          <w:b/>
          <w:color w:val="000000"/>
        </w:rPr>
        <w:t xml:space="preserve"> nécessite-t-il de définir une structure qui permette d'assurer la cohérence de l'ensemble ?</w:t>
      </w:r>
    </w:p>
    <w:p w:rsidR="003C2E95" w:rsidRPr="003C2E95" w:rsidRDefault="003C2E95" w:rsidP="003C2E95">
      <w:pPr>
        <w:autoSpaceDE w:val="0"/>
        <w:autoSpaceDN w:val="0"/>
        <w:adjustRightInd w:val="0"/>
        <w:snapToGrid w:val="0"/>
        <w:spacing w:before="120" w:after="0" w:line="240" w:lineRule="auto"/>
        <w:rPr>
          <w:rFonts w:ascii="Arial" w:hAnsi="Arial" w:cs="Arial"/>
          <w:color w:val="C00000"/>
          <w:sz w:val="32"/>
          <w:szCs w:val="32"/>
        </w:rPr>
      </w:pPr>
      <w:r>
        <w:rPr>
          <w:rFonts w:ascii="Arial" w:hAnsi="Arial" w:cs="Arial"/>
          <w:color w:val="000000"/>
        </w:rPr>
        <w:t xml:space="preserve">Le groupe </w:t>
      </w:r>
      <w:proofErr w:type="spellStart"/>
      <w:r>
        <w:rPr>
          <w:rFonts w:ascii="Arial" w:hAnsi="Arial" w:cs="Arial"/>
          <w:color w:val="000000"/>
        </w:rPr>
        <w:t>Altrad</w:t>
      </w:r>
      <w:proofErr w:type="spellEnd"/>
      <w:r>
        <w:rPr>
          <w:rFonts w:ascii="Arial" w:hAnsi="Arial" w:cs="Arial"/>
          <w:color w:val="000000"/>
        </w:rPr>
        <w:t xml:space="preserve"> doit définir une structure afin que chaque société le composant travaille dans un but réfléchi, en coordination avec les autres sociétés.</w:t>
      </w:r>
    </w:p>
    <w:p w:rsidR="005653FD" w:rsidRPr="005653FD" w:rsidRDefault="005653FD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16"/>
          <w:szCs w:val="16"/>
        </w:rPr>
      </w:pPr>
    </w:p>
    <w:p w:rsidR="00DC4129" w:rsidRPr="0010588B" w:rsidRDefault="00DC4129" w:rsidP="00DC4129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b/>
          <w:color w:val="C00000"/>
          <w:sz w:val="32"/>
          <w:szCs w:val="32"/>
        </w:rPr>
      </w:pPr>
      <w:r w:rsidRPr="0010588B">
        <w:rPr>
          <w:rFonts w:ascii="Arial" w:hAnsi="Arial" w:cs="Arial"/>
          <w:b/>
          <w:color w:val="C00000"/>
          <w:sz w:val="32"/>
          <w:szCs w:val="32"/>
        </w:rPr>
        <w:lastRenderedPageBreak/>
        <w:t>I. Identifier le type de structure d'une entreprise et dégager ses caractéristiques</w:t>
      </w:r>
    </w:p>
    <w:p w:rsidR="00DC4129" w:rsidRDefault="00DC4129" w:rsidP="00DC4129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fr-FR"/>
        </w:rPr>
        <w:drawing>
          <wp:inline distT="0" distB="0" distL="0" distR="0">
            <wp:extent cx="6345265" cy="30289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223" cy="303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129" w:rsidRDefault="00DC4129" w:rsidP="000C2737">
      <w:pPr>
        <w:spacing w:after="0" w:line="240" w:lineRule="auto"/>
        <w:jc w:val="both"/>
        <w:rPr>
          <w:rFonts w:ascii="Arial" w:hAnsi="Arial" w:cs="Arial"/>
          <w:b/>
        </w:rPr>
      </w:pPr>
    </w:p>
    <w:p w:rsidR="00DC4129" w:rsidRDefault="005653FD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3</w:t>
      </w:r>
      <w:r w:rsidR="00DC4129" w:rsidRPr="00303D6D">
        <w:rPr>
          <w:rFonts w:ascii="Arial" w:hAnsi="Arial" w:cs="Arial"/>
          <w:b/>
          <w:color w:val="000000"/>
        </w:rPr>
        <w:t>.</w:t>
      </w:r>
      <w:r w:rsidR="008B14F5" w:rsidRPr="00303D6D">
        <w:rPr>
          <w:rFonts w:ascii="Arial" w:hAnsi="Arial" w:cs="Arial"/>
          <w:b/>
          <w:color w:val="000000"/>
        </w:rPr>
        <w:t xml:space="preserve"> </w:t>
      </w:r>
      <w:r w:rsidR="00DC4129" w:rsidRPr="00303D6D">
        <w:rPr>
          <w:rFonts w:ascii="Arial" w:hAnsi="Arial" w:cs="Arial"/>
          <w:b/>
          <w:color w:val="000000"/>
        </w:rPr>
        <w:t>Quelle est l'utilité d'un organigramme au sein d'une entreprise ?</w:t>
      </w:r>
    </w:p>
    <w:p w:rsidR="003C2E95" w:rsidRDefault="003C2E95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:rsidR="003C2E95" w:rsidRDefault="003C2E95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 organigramme permet d’expliciter le poste de chaque employé ou groupe d’employer, de maintenir un ordre cohérent au sein de la hiérarchie, primordial au bon fonctionnement de l’entreprise.</w:t>
      </w:r>
    </w:p>
    <w:p w:rsidR="007D78F1" w:rsidRPr="003C2E95" w:rsidRDefault="007D78F1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:rsidR="00DC4129" w:rsidRDefault="005653FD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4</w:t>
      </w:r>
      <w:r w:rsidR="00DC4129" w:rsidRPr="00303D6D">
        <w:rPr>
          <w:rFonts w:ascii="Arial" w:hAnsi="Arial" w:cs="Arial"/>
          <w:b/>
          <w:color w:val="000000"/>
        </w:rPr>
        <w:t>. Comment se caractérise la structure informelle de l'entreprise ?</w:t>
      </w:r>
    </w:p>
    <w:p w:rsidR="007D78F1" w:rsidRDefault="007D78F1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color w:val="000000"/>
        </w:rPr>
      </w:pPr>
    </w:p>
    <w:p w:rsidR="004D2180" w:rsidRDefault="004D2180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 structure informelle réunit des personnes sur des critères sociaux différents de la structure informelle d’origine.</w:t>
      </w:r>
    </w:p>
    <w:p w:rsidR="007D78F1" w:rsidRPr="003C2E95" w:rsidRDefault="007D78F1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color w:val="000000"/>
        </w:rPr>
      </w:pPr>
    </w:p>
    <w:p w:rsidR="00DC4129" w:rsidRPr="00303D6D" w:rsidRDefault="005653FD" w:rsidP="008A4373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5</w:t>
      </w:r>
      <w:r w:rsidR="00DC4129" w:rsidRPr="00303D6D">
        <w:rPr>
          <w:rFonts w:ascii="Arial" w:hAnsi="Arial" w:cs="Arial"/>
          <w:b/>
          <w:color w:val="000000"/>
        </w:rPr>
        <w:t xml:space="preserve">. Montrez que la structure formelle et la structure informelle sont complémentaires et permettent le bon fonctionnement de l'entreprise aux yeux de </w:t>
      </w:r>
      <w:proofErr w:type="spellStart"/>
      <w:r w:rsidR="00DC4129" w:rsidRPr="00303D6D">
        <w:rPr>
          <w:rFonts w:ascii="Arial" w:hAnsi="Arial" w:cs="Arial"/>
          <w:b/>
          <w:color w:val="000000"/>
        </w:rPr>
        <w:t>Mohed</w:t>
      </w:r>
      <w:proofErr w:type="spellEnd"/>
      <w:r w:rsidR="00DC4129" w:rsidRPr="00303D6D">
        <w:rPr>
          <w:rFonts w:ascii="Arial" w:hAnsi="Arial" w:cs="Arial"/>
          <w:b/>
          <w:color w:val="000000"/>
        </w:rPr>
        <w:t xml:space="preserve"> </w:t>
      </w:r>
      <w:proofErr w:type="spellStart"/>
      <w:r w:rsidR="00DC4129" w:rsidRPr="00303D6D">
        <w:rPr>
          <w:rFonts w:ascii="Arial" w:hAnsi="Arial" w:cs="Arial"/>
          <w:b/>
          <w:color w:val="000000"/>
        </w:rPr>
        <w:t>Altrad</w:t>
      </w:r>
      <w:proofErr w:type="spellEnd"/>
      <w:r w:rsidR="00DC4129" w:rsidRPr="00303D6D">
        <w:rPr>
          <w:rFonts w:ascii="Arial" w:hAnsi="Arial" w:cs="Arial"/>
          <w:b/>
          <w:color w:val="000000"/>
        </w:rPr>
        <w:t>.</w:t>
      </w:r>
    </w:p>
    <w:p w:rsidR="008A4373" w:rsidRDefault="008A4373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:rsidR="004D2180" w:rsidRDefault="004D2180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On peut considérer que la structure informelle constitue le squelette de l’entreprise. Cela permet d’assurer le fonctionnement et la bonne cohérence de cette dernière.</w:t>
      </w:r>
    </w:p>
    <w:p w:rsidR="004D2180" w:rsidRDefault="004D2180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Au sein de la structure informelle, on trouve la structure formelle, qui assure les relations sociales entre les individus d’une même entreprise.</w:t>
      </w:r>
    </w:p>
    <w:p w:rsidR="004D2180" w:rsidRDefault="004D2180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 relation entre ces</w:t>
      </w:r>
      <w:r w:rsidR="00E2625B">
        <w:rPr>
          <w:rFonts w:ascii="Arial" w:hAnsi="Arial" w:cs="Arial"/>
          <w:color w:val="000000"/>
        </w:rPr>
        <w:t xml:space="preserve"> deux structures est importante et complémentaire, elle assure tan au niveau fonctionnel qu’au niveau social une bonne cohésion. Et cela veut aussi dire une meilleure efficacité.</w:t>
      </w:r>
    </w:p>
    <w:p w:rsidR="00E2625B" w:rsidRDefault="00E2625B" w:rsidP="00DC4129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</w:p>
    <w:p w:rsidR="00DC4129" w:rsidRDefault="008B14F5" w:rsidP="008B14F5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6257740" cy="3876675"/>
            <wp:effectExtent l="0" t="0" r="0" b="0"/>
            <wp:docPr id="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151" cy="387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4F5" w:rsidRPr="008B14F5" w:rsidRDefault="008B14F5" w:rsidP="000C2737">
      <w:pPr>
        <w:spacing w:after="0" w:line="240" w:lineRule="auto"/>
        <w:jc w:val="both"/>
        <w:rPr>
          <w:rFonts w:ascii="Arial" w:hAnsi="Arial" w:cs="Arial"/>
          <w:sz w:val="10"/>
          <w:szCs w:val="10"/>
        </w:rPr>
      </w:pPr>
    </w:p>
    <w:p w:rsidR="008B14F5" w:rsidRDefault="008B14F5" w:rsidP="008B14F5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>
            <wp:extent cx="6273508" cy="3028950"/>
            <wp:effectExtent l="0" t="0" r="0" b="0"/>
            <wp:docPr id="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537" cy="303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:rsidR="008B14F5" w:rsidRDefault="005653FD" w:rsidP="00303D6D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6</w:t>
      </w:r>
      <w:r w:rsidR="008B14F5" w:rsidRPr="00303D6D">
        <w:rPr>
          <w:rFonts w:ascii="Arial" w:hAnsi="Arial" w:cs="Arial"/>
          <w:b/>
          <w:color w:val="000000"/>
        </w:rPr>
        <w:t>. Expliquez les principes d'unicité, de dualité et de pluralité de commandement.</w:t>
      </w:r>
    </w:p>
    <w:p w:rsidR="00000D3D" w:rsidRDefault="00000D3D" w:rsidP="00303D6D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L’unicité de commandement attribue à chaque employé un seul et unique supérieur, comme c’est le cas pour la structure </w:t>
      </w:r>
      <w:proofErr w:type="spellStart"/>
      <w:r>
        <w:rPr>
          <w:rFonts w:ascii="Arial" w:hAnsi="Arial" w:cs="Arial"/>
          <w:color w:val="000000"/>
        </w:rPr>
        <w:t>divisionnelle</w:t>
      </w:r>
      <w:proofErr w:type="spellEnd"/>
      <w:r>
        <w:rPr>
          <w:rFonts w:ascii="Arial" w:hAnsi="Arial" w:cs="Arial"/>
          <w:color w:val="000000"/>
        </w:rPr>
        <w:t xml:space="preserve"> par exemple.</w:t>
      </w:r>
    </w:p>
    <w:p w:rsidR="00000D3D" w:rsidRDefault="00000D3D" w:rsidP="00303D6D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 dualité attribue à un salarié deux commandants, par fonction et par division. Il est alors dirigé par un supérieur hiérarchique déterminé, et par un chef de division, ce qui liera le salarié à un domaine particulier qui peut être amené à changer. C’est le cas dans une structure matricielle par exemple : la colonne de la matrice assure la permanence, et les lignes assurent les domaines.</w:t>
      </w:r>
    </w:p>
    <w:p w:rsidR="00000D3D" w:rsidRPr="00000D3D" w:rsidRDefault="00000D3D" w:rsidP="00303D6D">
      <w:pPr>
        <w:autoSpaceDE w:val="0"/>
        <w:autoSpaceDN w:val="0"/>
        <w:adjustRightInd w:val="0"/>
        <w:snapToGrid w:val="0"/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Finalement, la pluralité de commandement </w:t>
      </w:r>
      <w:ins w:id="0" w:author="Maurice Alexandre" w:date="2021-09-29T10:43:00Z">
        <w:r>
          <w:rPr>
            <w:rFonts w:ascii="Arial" w:hAnsi="Arial" w:cs="Arial"/>
            <w:color w:val="000000"/>
          </w:rPr>
          <w:t xml:space="preserve">consiste en une division en plusieurs </w:t>
        </w:r>
      </w:ins>
      <w:ins w:id="1" w:author="Maurice Alexandre" w:date="2021-09-29T10:44:00Z">
        <w:r>
          <w:rPr>
            <w:rFonts w:ascii="Arial" w:hAnsi="Arial" w:cs="Arial"/>
            <w:color w:val="000000"/>
          </w:rPr>
          <w:t xml:space="preserve">fonctions. Chaque salarié est alors soumis à un ou plusieurs responsables, comme c’est le cas avec la structure </w:t>
        </w:r>
      </w:ins>
      <w:ins w:id="2" w:author="Maurice Alexandre" w:date="2021-09-29T10:45:00Z">
        <w:r>
          <w:rPr>
            <w:rFonts w:ascii="Arial" w:hAnsi="Arial" w:cs="Arial"/>
            <w:color w:val="000000"/>
          </w:rPr>
          <w:t>fonctionnelle</w:t>
        </w:r>
        <w:r w:rsidR="00722DE9">
          <w:rPr>
            <w:rFonts w:ascii="Arial" w:hAnsi="Arial" w:cs="Arial"/>
            <w:color w:val="000000"/>
          </w:rPr>
          <w:t xml:space="preserve"> où la direction de production, de ressources humaines et la direction commerciale peuvent </w:t>
        </w:r>
      </w:ins>
      <w:ins w:id="3" w:author="Maurice Alexandre" w:date="2021-09-29T10:46:00Z">
        <w:r w:rsidR="00722DE9">
          <w:rPr>
            <w:rFonts w:ascii="Arial" w:hAnsi="Arial" w:cs="Arial"/>
            <w:color w:val="000000"/>
          </w:rPr>
          <w:t>subordonner l’employé.</w:t>
        </w:r>
      </w:ins>
    </w:p>
    <w:p w:rsidR="008B14F5" w:rsidRDefault="005653FD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ins w:id="4" w:author="Maurice Alexandre" w:date="2021-09-29T10:46:00Z"/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7</w:t>
      </w:r>
      <w:r w:rsidR="008B14F5" w:rsidRPr="00303D6D">
        <w:rPr>
          <w:rFonts w:ascii="Arial" w:hAnsi="Arial" w:cs="Arial"/>
          <w:b/>
          <w:color w:val="000000"/>
        </w:rPr>
        <w:t>. Quels sont les avantages et les inconvénients des principes d'unicité et de pluralité de commandement ?</w:t>
      </w:r>
    </w:p>
    <w:p w:rsidR="00722DE9" w:rsidRPr="00722DE9" w:rsidRDefault="00722DE9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ins w:id="5" w:author="Maurice Alexandre" w:date="2021-09-29T10:47:00Z"/>
          <w:rFonts w:ascii="Arial" w:hAnsi="Arial" w:cs="Arial"/>
          <w:color w:val="000000"/>
          <w:rPrChange w:id="6" w:author="Maurice Alexandre" w:date="2021-09-29T10:47:00Z">
            <w:rPr>
              <w:ins w:id="7" w:author="Maurice Alexandre" w:date="2021-09-29T10:47:00Z"/>
              <w:rFonts w:ascii="Arial" w:hAnsi="Arial" w:cs="Arial"/>
              <w:b/>
              <w:color w:val="000000"/>
            </w:rPr>
          </w:rPrChange>
        </w:rPr>
      </w:pPr>
      <w:ins w:id="8" w:author="Maurice Alexandre" w:date="2021-09-29T10:47:00Z">
        <w:r w:rsidRPr="00722DE9">
          <w:rPr>
            <w:rFonts w:ascii="Arial" w:hAnsi="Arial" w:cs="Arial"/>
            <w:color w:val="000000"/>
            <w:rPrChange w:id="9" w:author="Maurice Alexandre" w:date="2021-09-29T10:47:00Z">
              <w:rPr>
                <w:rFonts w:ascii="Arial" w:hAnsi="Arial" w:cs="Arial"/>
                <w:b/>
                <w:color w:val="000000"/>
              </w:rPr>
            </w:rPrChange>
          </w:rPr>
          <w:t>Avantages de l’unicité :</w:t>
        </w:r>
        <w:r>
          <w:rPr>
            <w:rFonts w:ascii="Arial" w:hAnsi="Arial" w:cs="Arial"/>
            <w:color w:val="000000"/>
          </w:rPr>
          <w:t xml:space="preserve"> </w:t>
        </w:r>
      </w:ins>
      <w:ins w:id="10" w:author="Maurice Alexandre" w:date="2021-09-29T10:48:00Z">
        <w:r>
          <w:rPr>
            <w:rFonts w:ascii="Arial" w:hAnsi="Arial" w:cs="Arial"/>
            <w:color w:val="000000"/>
          </w:rPr>
          <w:t>Très bonne efficacité entre le supérieur et l’employé</w:t>
        </w:r>
      </w:ins>
    </w:p>
    <w:p w:rsidR="00722DE9" w:rsidRPr="00722DE9" w:rsidRDefault="00722DE9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ins w:id="11" w:author="Maurice Alexandre" w:date="2021-09-29T10:47:00Z"/>
          <w:rFonts w:ascii="Arial" w:hAnsi="Arial" w:cs="Arial"/>
          <w:color w:val="000000"/>
          <w:rPrChange w:id="12" w:author="Maurice Alexandre" w:date="2021-09-29T10:47:00Z">
            <w:rPr>
              <w:ins w:id="13" w:author="Maurice Alexandre" w:date="2021-09-29T10:47:00Z"/>
              <w:rFonts w:ascii="Arial" w:hAnsi="Arial" w:cs="Arial"/>
              <w:b/>
              <w:color w:val="000000"/>
            </w:rPr>
          </w:rPrChange>
        </w:rPr>
      </w:pPr>
      <w:ins w:id="14" w:author="Maurice Alexandre" w:date="2021-09-29T10:47:00Z">
        <w:r w:rsidRPr="00722DE9">
          <w:rPr>
            <w:rFonts w:ascii="Arial" w:hAnsi="Arial" w:cs="Arial"/>
            <w:color w:val="000000"/>
            <w:rPrChange w:id="15" w:author="Maurice Alexandre" w:date="2021-09-29T10:47:00Z">
              <w:rPr>
                <w:rFonts w:ascii="Arial" w:hAnsi="Arial" w:cs="Arial"/>
                <w:b/>
                <w:color w:val="000000"/>
              </w:rPr>
            </w:rPrChange>
          </w:rPr>
          <w:t>Inconvénients de l’unicité :</w:t>
        </w:r>
      </w:ins>
      <w:ins w:id="16" w:author="Maurice Alexandre" w:date="2021-09-29T10:48:00Z">
        <w:r>
          <w:rPr>
            <w:rFonts w:ascii="Arial" w:hAnsi="Arial" w:cs="Arial"/>
            <w:color w:val="000000"/>
          </w:rPr>
          <w:t xml:space="preserve"> Communication difficile entre les différents </w:t>
        </w:r>
      </w:ins>
      <w:ins w:id="17" w:author="Maurice Alexandre" w:date="2021-09-29T10:49:00Z">
        <w:r>
          <w:rPr>
            <w:rFonts w:ascii="Arial" w:hAnsi="Arial" w:cs="Arial"/>
            <w:color w:val="000000"/>
          </w:rPr>
          <w:t>chefs, ce qui réduira la vitesse de la prise de décision.</w:t>
        </w:r>
      </w:ins>
    </w:p>
    <w:p w:rsidR="00722DE9" w:rsidRPr="00722DE9" w:rsidRDefault="00722DE9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ins w:id="18" w:author="Maurice Alexandre" w:date="2021-09-29T10:47:00Z"/>
          <w:rFonts w:ascii="Arial" w:hAnsi="Arial" w:cs="Arial"/>
          <w:color w:val="000000"/>
          <w:rPrChange w:id="19" w:author="Maurice Alexandre" w:date="2021-09-29T10:47:00Z">
            <w:rPr>
              <w:ins w:id="20" w:author="Maurice Alexandre" w:date="2021-09-29T10:47:00Z"/>
              <w:rFonts w:ascii="Arial" w:hAnsi="Arial" w:cs="Arial"/>
              <w:b/>
              <w:color w:val="000000"/>
            </w:rPr>
          </w:rPrChange>
        </w:rPr>
      </w:pPr>
      <w:ins w:id="21" w:author="Maurice Alexandre" w:date="2021-09-29T10:47:00Z">
        <w:r w:rsidRPr="00722DE9">
          <w:rPr>
            <w:rFonts w:ascii="Arial" w:hAnsi="Arial" w:cs="Arial"/>
            <w:color w:val="000000"/>
            <w:rPrChange w:id="22" w:author="Maurice Alexandre" w:date="2021-09-29T10:47:00Z">
              <w:rPr>
                <w:rFonts w:ascii="Arial" w:hAnsi="Arial" w:cs="Arial"/>
                <w:b/>
                <w:color w:val="000000"/>
              </w:rPr>
            </w:rPrChange>
          </w:rPr>
          <w:t>Avantages de la pluralité :</w:t>
        </w:r>
      </w:ins>
      <w:ins w:id="23" w:author="Maurice Alexandre" w:date="2021-09-29T10:49:00Z">
        <w:r>
          <w:rPr>
            <w:rFonts w:ascii="Arial" w:hAnsi="Arial" w:cs="Arial"/>
            <w:color w:val="000000"/>
          </w:rPr>
          <w:t xml:space="preserve"> </w:t>
        </w:r>
      </w:ins>
      <w:ins w:id="24" w:author="Maurice Alexandre" w:date="2021-09-29T10:50:00Z">
        <w:r>
          <w:rPr>
            <w:rFonts w:ascii="Arial" w:hAnsi="Arial" w:cs="Arial"/>
            <w:color w:val="000000"/>
          </w:rPr>
          <w:t>Chaque employé est catégorisé selon son domaine d’action et de compétence, ce qui rend la répartition des tâches plus efficace.</w:t>
        </w:r>
      </w:ins>
    </w:p>
    <w:p w:rsidR="00722DE9" w:rsidRPr="00722DE9" w:rsidRDefault="00722DE9" w:rsidP="00303D6D">
      <w:pPr>
        <w:autoSpaceDE w:val="0"/>
        <w:autoSpaceDN w:val="0"/>
        <w:adjustRightInd w:val="0"/>
        <w:snapToGrid w:val="0"/>
        <w:spacing w:before="120" w:after="0" w:line="240" w:lineRule="auto"/>
        <w:jc w:val="both"/>
        <w:rPr>
          <w:rFonts w:ascii="Arial" w:hAnsi="Arial" w:cs="Arial"/>
          <w:color w:val="000000"/>
          <w:rPrChange w:id="25" w:author="Maurice Alexandre" w:date="2021-09-29T10:47:00Z">
            <w:rPr>
              <w:rFonts w:ascii="Arial" w:hAnsi="Arial" w:cs="Arial"/>
              <w:b/>
              <w:color w:val="000000"/>
            </w:rPr>
          </w:rPrChange>
        </w:rPr>
      </w:pPr>
      <w:ins w:id="26" w:author="Maurice Alexandre" w:date="2021-09-29T10:47:00Z">
        <w:r w:rsidRPr="00722DE9">
          <w:rPr>
            <w:rFonts w:ascii="Arial" w:hAnsi="Arial" w:cs="Arial"/>
            <w:color w:val="000000"/>
            <w:rPrChange w:id="27" w:author="Maurice Alexandre" w:date="2021-09-29T10:47:00Z">
              <w:rPr>
                <w:rFonts w:ascii="Arial" w:hAnsi="Arial" w:cs="Arial"/>
                <w:b/>
                <w:color w:val="000000"/>
              </w:rPr>
            </w:rPrChange>
          </w:rPr>
          <w:t>Inconvénients de la pluralité :</w:t>
        </w:r>
      </w:ins>
      <w:ins w:id="28" w:author="Maurice Alexandre" w:date="2021-09-29T10:50:00Z">
        <w:r>
          <w:rPr>
            <w:rFonts w:ascii="Arial" w:hAnsi="Arial" w:cs="Arial"/>
            <w:color w:val="000000"/>
          </w:rPr>
          <w:t xml:space="preserve"> Fort risque de conflit entre les différents groupes, créant des interférences entre les ordres et les employés</w:t>
        </w:r>
      </w:ins>
    </w:p>
    <w:p w:rsidR="008B14F5" w:rsidRP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:rsidR="008B14F5" w:rsidRDefault="00BF07DB" w:rsidP="00BF07DB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6194462" cy="3581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111" cy="358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4F5" w:rsidRPr="007818D0" w:rsidRDefault="008B14F5" w:rsidP="000C2737">
      <w:pPr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BF07DB" w:rsidRDefault="005653FD" w:rsidP="00BF07DB">
      <w:pPr>
        <w:autoSpaceDE w:val="0"/>
        <w:autoSpaceDN w:val="0"/>
        <w:adjustRightInd w:val="0"/>
        <w:snapToGrid w:val="0"/>
        <w:spacing w:after="0" w:line="240" w:lineRule="auto"/>
        <w:rPr>
          <w:ins w:id="29" w:author="Maurice Alexandre" w:date="2021-09-29T10:52:00Z"/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8</w:t>
      </w:r>
      <w:r w:rsidR="00BF07DB" w:rsidRPr="00303D6D">
        <w:rPr>
          <w:rFonts w:ascii="Arial" w:hAnsi="Arial" w:cs="Arial"/>
          <w:b/>
          <w:color w:val="000000"/>
        </w:rPr>
        <w:t xml:space="preserve">. Montrez que la structure du Groupe </w:t>
      </w:r>
      <w:proofErr w:type="spellStart"/>
      <w:r w:rsidR="00BF07DB" w:rsidRPr="00303D6D">
        <w:rPr>
          <w:rFonts w:ascii="Arial" w:hAnsi="Arial" w:cs="Arial"/>
          <w:b/>
          <w:color w:val="000000"/>
        </w:rPr>
        <w:t>Altrad</w:t>
      </w:r>
      <w:proofErr w:type="spellEnd"/>
      <w:r w:rsidR="00BF07DB" w:rsidRPr="00303D6D">
        <w:rPr>
          <w:rFonts w:ascii="Arial" w:hAnsi="Arial" w:cs="Arial"/>
          <w:b/>
          <w:color w:val="000000"/>
        </w:rPr>
        <w:t xml:space="preserve"> combine plusieurs types de structure.</w:t>
      </w:r>
    </w:p>
    <w:p w:rsidR="004D4EFA" w:rsidRPr="00722DE9" w:rsidRDefault="004D4EFA" w:rsidP="00BF07DB">
      <w:pPr>
        <w:autoSpaceDE w:val="0"/>
        <w:autoSpaceDN w:val="0"/>
        <w:adjustRightInd w:val="0"/>
        <w:snapToGrid w:val="0"/>
        <w:spacing w:after="0" w:line="240" w:lineRule="auto"/>
        <w:rPr>
          <w:rFonts w:ascii="Arial" w:hAnsi="Arial" w:cs="Arial"/>
          <w:color w:val="000000"/>
          <w:rPrChange w:id="30" w:author="Maurice Alexandre" w:date="2021-09-29T10:52:00Z">
            <w:rPr>
              <w:rFonts w:ascii="Arial" w:hAnsi="Arial" w:cs="Arial"/>
              <w:b/>
              <w:color w:val="000000"/>
            </w:rPr>
          </w:rPrChange>
        </w:rPr>
      </w:pPr>
      <w:ins w:id="31" w:author="Maurice Alexandre" w:date="2021-09-29T10:57:00Z">
        <w:r>
          <w:rPr>
            <w:rFonts w:ascii="Arial" w:hAnsi="Arial" w:cs="Arial"/>
            <w:color w:val="000000"/>
          </w:rPr>
          <w:t xml:space="preserve">Le Groupe </w:t>
        </w:r>
        <w:proofErr w:type="spellStart"/>
        <w:r>
          <w:rPr>
            <w:rFonts w:ascii="Arial" w:hAnsi="Arial" w:cs="Arial"/>
            <w:color w:val="000000"/>
          </w:rPr>
          <w:t>Altrad</w:t>
        </w:r>
        <w:proofErr w:type="spellEnd"/>
        <w:r>
          <w:rPr>
            <w:rFonts w:ascii="Arial" w:hAnsi="Arial" w:cs="Arial"/>
            <w:color w:val="000000"/>
          </w:rPr>
          <w:t xml:space="preserve"> combine la s</w:t>
        </w:r>
      </w:ins>
      <w:ins w:id="32" w:author="Maurice Alexandre" w:date="2021-09-29T10:53:00Z">
        <w:r w:rsidR="00722DE9">
          <w:rPr>
            <w:rFonts w:ascii="Arial" w:hAnsi="Arial" w:cs="Arial"/>
            <w:color w:val="000000"/>
          </w:rPr>
          <w:t xml:space="preserve">tructure </w:t>
        </w:r>
      </w:ins>
      <w:ins w:id="33" w:author="Maurice Alexandre" w:date="2021-09-29T11:14:00Z">
        <w:r w:rsidR="00E9794C">
          <w:rPr>
            <w:rFonts w:ascii="Arial" w:hAnsi="Arial" w:cs="Arial"/>
            <w:color w:val="000000"/>
          </w:rPr>
          <w:t xml:space="preserve">matricielle et la structure fonctionnelle. D’une part, chaque cellule de progrès est regroupée par un domaine plus large, avec le domaine de </w:t>
        </w:r>
      </w:ins>
      <w:ins w:id="34" w:author="Maurice Alexandre" w:date="2021-09-29T11:15:00Z">
        <w:r w:rsidR="00E9794C">
          <w:rPr>
            <w:rFonts w:ascii="Arial" w:hAnsi="Arial" w:cs="Arial"/>
            <w:color w:val="000000"/>
          </w:rPr>
          <w:t>« production » qui regroupe les cellules « échafaudages », « brouettes », « </w:t>
        </w:r>
        <w:r w:rsidR="00DC745C">
          <w:rPr>
            <w:rFonts w:ascii="Arial" w:hAnsi="Arial" w:cs="Arial"/>
            <w:color w:val="000000"/>
          </w:rPr>
          <w:t>collectivités » et « bétonnières »</w:t>
        </w:r>
      </w:ins>
      <w:ins w:id="35" w:author="Maurice Alexandre" w:date="2021-09-29T11:17:00Z">
        <w:r w:rsidR="00DC745C">
          <w:rPr>
            <w:rFonts w:ascii="Arial" w:hAnsi="Arial" w:cs="Arial"/>
            <w:color w:val="000000"/>
          </w:rPr>
          <w:t>. Cela constitue une structure fonctionnelle</w:t>
        </w:r>
      </w:ins>
      <w:ins w:id="36" w:author="Maurice Alexandre" w:date="2021-09-29T11:15:00Z">
        <w:r w:rsidR="00DC745C">
          <w:rPr>
            <w:rFonts w:ascii="Arial" w:hAnsi="Arial" w:cs="Arial"/>
            <w:color w:val="000000"/>
          </w:rPr>
          <w:t>. D’autre part, chaque patron d</w:t>
        </w:r>
      </w:ins>
      <w:ins w:id="37" w:author="Maurice Alexandre" w:date="2021-09-29T11:16:00Z">
        <w:r w:rsidR="00DC745C">
          <w:rPr>
            <w:rFonts w:ascii="Arial" w:hAnsi="Arial" w:cs="Arial"/>
            <w:color w:val="000000"/>
          </w:rPr>
          <w:t>’entreprise subordonne en parallèle ses employés. Il correspond au chef permanent. Cette associ</w:t>
        </w:r>
      </w:ins>
      <w:ins w:id="38" w:author="Maurice Alexandre" w:date="2021-09-29T11:17:00Z">
        <w:r w:rsidR="00DC745C">
          <w:rPr>
            <w:rFonts w:ascii="Arial" w:hAnsi="Arial" w:cs="Arial"/>
            <w:color w:val="000000"/>
          </w:rPr>
          <w:t>ation entre la fonction et le chef représente une structure matricielle.</w:t>
        </w:r>
      </w:ins>
    </w:p>
    <w:p w:rsidR="00BF07DB" w:rsidRDefault="005653FD" w:rsidP="008A4373">
      <w:pPr>
        <w:autoSpaceDE w:val="0"/>
        <w:autoSpaceDN w:val="0"/>
        <w:adjustRightInd w:val="0"/>
        <w:snapToGrid w:val="0"/>
        <w:spacing w:before="120" w:after="120" w:line="240" w:lineRule="auto"/>
        <w:rPr>
          <w:ins w:id="39" w:author="Maurice Alexandre" w:date="2021-09-29T11:17:00Z"/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9</w:t>
      </w:r>
      <w:r w:rsidR="00BF07DB" w:rsidRPr="00303D6D">
        <w:rPr>
          <w:rFonts w:ascii="Arial" w:hAnsi="Arial" w:cs="Arial"/>
          <w:b/>
          <w:color w:val="000000"/>
        </w:rPr>
        <w:t>. Quelle est utilité des cellules de progrès au sein du Groupe ?</w:t>
      </w:r>
    </w:p>
    <w:p w:rsidR="00DC745C" w:rsidRPr="00DC745C" w:rsidRDefault="00DC745C" w:rsidP="008A4373">
      <w:pPr>
        <w:autoSpaceDE w:val="0"/>
        <w:autoSpaceDN w:val="0"/>
        <w:adjustRightInd w:val="0"/>
        <w:snapToGrid w:val="0"/>
        <w:spacing w:before="120" w:after="120" w:line="240" w:lineRule="auto"/>
        <w:rPr>
          <w:rFonts w:ascii="Arial" w:hAnsi="Arial" w:cs="Arial"/>
          <w:color w:val="000000"/>
          <w:rPrChange w:id="40" w:author="Maurice Alexandre" w:date="2021-09-29T11:17:00Z">
            <w:rPr>
              <w:rFonts w:ascii="Arial" w:hAnsi="Arial" w:cs="Arial"/>
              <w:b/>
              <w:color w:val="000000"/>
            </w:rPr>
          </w:rPrChange>
        </w:rPr>
      </w:pPr>
      <w:ins w:id="41" w:author="Maurice Alexandre" w:date="2021-09-29T11:17:00Z">
        <w:r>
          <w:rPr>
            <w:rFonts w:ascii="Arial" w:hAnsi="Arial" w:cs="Arial"/>
            <w:color w:val="000000"/>
          </w:rPr>
          <w:t xml:space="preserve">Les cellules permettent au Groupe de </w:t>
        </w:r>
      </w:ins>
      <w:ins w:id="42" w:author="Maurice Alexandre" w:date="2021-09-29T11:18:00Z">
        <w:r>
          <w:rPr>
            <w:rFonts w:ascii="Arial" w:hAnsi="Arial" w:cs="Arial"/>
            <w:color w:val="000000"/>
          </w:rPr>
          <w:t>constamment évoluer et de réfléchir à des solutions pour permettre plus d’efficacité, de compétitivité, et de rentabilité.</w:t>
        </w:r>
      </w:ins>
    </w:p>
    <w:p w:rsidR="00BF07DB" w:rsidRPr="00303D6D" w:rsidRDefault="008A4373" w:rsidP="008A4373">
      <w:pPr>
        <w:autoSpaceDE w:val="0"/>
        <w:autoSpaceDN w:val="0"/>
        <w:adjustRightInd w:val="0"/>
        <w:snapToGrid w:val="0"/>
        <w:spacing w:before="120" w:after="120" w:line="240" w:lineRule="auto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</w:t>
      </w:r>
      <w:r w:rsidR="005653FD" w:rsidRPr="00303D6D">
        <w:rPr>
          <w:rFonts w:ascii="Arial" w:hAnsi="Arial" w:cs="Arial"/>
          <w:b/>
          <w:color w:val="000000"/>
        </w:rPr>
        <w:t>0</w:t>
      </w:r>
      <w:r w:rsidR="00BF07DB" w:rsidRPr="00303D6D">
        <w:rPr>
          <w:rFonts w:ascii="Arial" w:hAnsi="Arial" w:cs="Arial"/>
          <w:b/>
          <w:color w:val="000000"/>
        </w:rPr>
        <w:t>. A quel(s) supérieur(s) hiérarchique(s) doivent répondre les salaries qui ont intégré une cellule de progrès</w:t>
      </w:r>
    </w:p>
    <w:p w:rsidR="008B14F5" w:rsidRPr="00DC745C" w:rsidRDefault="00DC745C" w:rsidP="000C2737">
      <w:pPr>
        <w:spacing w:after="0" w:line="240" w:lineRule="auto"/>
        <w:jc w:val="both"/>
        <w:rPr>
          <w:rFonts w:ascii="Arial" w:hAnsi="Arial" w:cs="Arial"/>
          <w:szCs w:val="16"/>
          <w:rPrChange w:id="43" w:author="Maurice Alexandre" w:date="2021-09-29T11:19:00Z">
            <w:rPr>
              <w:rFonts w:ascii="Arial" w:hAnsi="Arial" w:cs="Arial"/>
              <w:sz w:val="16"/>
              <w:szCs w:val="16"/>
            </w:rPr>
          </w:rPrChange>
        </w:rPr>
      </w:pPr>
      <w:ins w:id="44" w:author="Maurice Alexandre" w:date="2021-09-29T11:18:00Z">
        <w:r w:rsidRPr="00DC745C">
          <w:rPr>
            <w:rFonts w:ascii="Arial" w:hAnsi="Arial" w:cs="Arial"/>
            <w:szCs w:val="16"/>
            <w:rPrChange w:id="45" w:author="Maurice Alexandre" w:date="2021-09-29T11:19:00Z">
              <w:rPr>
                <w:rFonts w:ascii="Arial" w:hAnsi="Arial" w:cs="Arial"/>
                <w:sz w:val="16"/>
                <w:szCs w:val="16"/>
              </w:rPr>
            </w:rPrChange>
          </w:rPr>
          <w:t>En intég</w:t>
        </w:r>
      </w:ins>
      <w:ins w:id="46" w:author="Maurice Alexandre" w:date="2021-09-29T11:19:00Z">
        <w:r w:rsidRPr="00DC745C">
          <w:rPr>
            <w:rFonts w:ascii="Arial" w:hAnsi="Arial" w:cs="Arial"/>
            <w:szCs w:val="16"/>
            <w:rPrChange w:id="47" w:author="Maurice Alexandre" w:date="2021-09-29T11:19:00Z">
              <w:rPr>
                <w:rFonts w:ascii="Arial" w:hAnsi="Arial" w:cs="Arial"/>
                <w:sz w:val="20"/>
                <w:szCs w:val="16"/>
              </w:rPr>
            </w:rPrChange>
          </w:rPr>
          <w:t xml:space="preserve">rant une </w:t>
        </w:r>
        <w:r>
          <w:rPr>
            <w:rFonts w:ascii="Arial" w:hAnsi="Arial" w:cs="Arial"/>
            <w:szCs w:val="16"/>
          </w:rPr>
          <w:t xml:space="preserve">cellule de progrès, l’employé accepte de se plier à l’autorité du groupe de fonction, par exemple « Production », mais il reste toujours sous l’autorité </w:t>
        </w:r>
      </w:ins>
      <w:ins w:id="48" w:author="Maurice Alexandre" w:date="2021-09-29T11:20:00Z">
        <w:r>
          <w:rPr>
            <w:rFonts w:ascii="Arial" w:hAnsi="Arial" w:cs="Arial"/>
            <w:szCs w:val="16"/>
          </w:rPr>
          <w:t>de son employeur initial. Il a donc 2 supérieurs hiérarchiques.</w:t>
        </w:r>
      </w:ins>
    </w:p>
    <w:p w:rsidR="008B14F5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7271F723" wp14:editId="4D843A9F">
            <wp:extent cx="6120130" cy="218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D0" w:rsidRPr="007818D0" w:rsidRDefault="007818D0" w:rsidP="007818D0">
      <w:pPr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:rsidR="007818D0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587666BB" wp14:editId="04CE7AAC">
            <wp:extent cx="2934269" cy="321152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1084" cy="32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73" w:rsidRDefault="008A4373" w:rsidP="007818D0">
      <w:pPr>
        <w:spacing w:after="0" w:line="240" w:lineRule="auto"/>
        <w:jc w:val="center"/>
        <w:rPr>
          <w:rFonts w:ascii="Arial" w:hAnsi="Arial" w:cs="Arial"/>
        </w:rPr>
      </w:pPr>
    </w:p>
    <w:p w:rsidR="008B14F5" w:rsidRDefault="007818D0" w:rsidP="007818D0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22CCC2F8" wp14:editId="179A0CD9">
            <wp:extent cx="6120130" cy="176974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5760" cy="17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D0" w:rsidRDefault="007818D0" w:rsidP="007818D0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</w:p>
    <w:p w:rsidR="007818D0" w:rsidRPr="00303D6D" w:rsidRDefault="005653FD" w:rsidP="007818D0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11</w:t>
      </w:r>
      <w:r w:rsidR="007818D0" w:rsidRPr="00303D6D">
        <w:rPr>
          <w:rFonts w:ascii="Arial" w:hAnsi="Arial" w:cs="Arial"/>
          <w:b/>
          <w:color w:val="000000"/>
        </w:rPr>
        <w:t xml:space="preserve">. Identifiez, au sein du Groupe </w:t>
      </w:r>
      <w:proofErr w:type="spellStart"/>
      <w:r w:rsidR="007818D0" w:rsidRPr="00303D6D">
        <w:rPr>
          <w:rFonts w:ascii="Arial" w:hAnsi="Arial" w:cs="Arial"/>
          <w:b/>
          <w:color w:val="000000"/>
        </w:rPr>
        <w:t>Altrad</w:t>
      </w:r>
      <w:proofErr w:type="spellEnd"/>
      <w:r w:rsidR="007818D0" w:rsidRPr="00303D6D">
        <w:rPr>
          <w:rFonts w:ascii="Arial" w:hAnsi="Arial" w:cs="Arial"/>
          <w:b/>
          <w:color w:val="000000"/>
        </w:rPr>
        <w:t>, à quelles composantes appartiennent respectivement :</w:t>
      </w:r>
    </w:p>
    <w:p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</w:p>
    <w:p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</w:t>
      </w:r>
      <w:r w:rsidRPr="007818D0">
        <w:rPr>
          <w:rFonts w:ascii="Arial" w:hAnsi="Arial" w:cs="Arial"/>
          <w:color w:val="000000"/>
        </w:rPr>
        <w:t xml:space="preserve"> le Président-Directeur général</w:t>
      </w:r>
      <w:ins w:id="49" w:author="Maurice Alexandre" w:date="2021-09-29T11:20:00Z">
        <w:r w:rsidR="00DC745C">
          <w:rPr>
            <w:rFonts w:ascii="Arial" w:hAnsi="Arial" w:cs="Arial"/>
            <w:color w:val="000000"/>
          </w:rPr>
          <w:t> :</w:t>
        </w:r>
      </w:ins>
      <w:ins w:id="50" w:author="Maurice Alexandre" w:date="2021-09-29T11:21:00Z">
        <w:r w:rsidR="00DC745C">
          <w:rPr>
            <w:rFonts w:ascii="Arial" w:hAnsi="Arial" w:cs="Arial"/>
            <w:color w:val="000000"/>
          </w:rPr>
          <w:t xml:space="preserve"> sommet stratégique</w:t>
        </w:r>
      </w:ins>
      <w:del w:id="51" w:author="Maurice Alexandre" w:date="2021-09-29T11:20:00Z">
        <w:r w:rsidRPr="007818D0" w:rsidDel="00DC745C">
          <w:rPr>
            <w:rFonts w:ascii="Arial" w:hAnsi="Arial" w:cs="Arial"/>
            <w:color w:val="000000"/>
          </w:rPr>
          <w:delText>,</w:delText>
        </w:r>
      </w:del>
    </w:p>
    <w:p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  <w:r w:rsidRPr="007818D0">
        <w:rPr>
          <w:rFonts w:ascii="Arial" w:hAnsi="Arial" w:cs="Arial"/>
          <w:color w:val="000000"/>
        </w:rPr>
        <w:t>- les chefs d'entreprise</w:t>
      </w:r>
      <w:ins w:id="52" w:author="Maurice Alexandre" w:date="2021-09-29T11:20:00Z">
        <w:r w:rsidR="00DC745C">
          <w:rPr>
            <w:rFonts w:ascii="Arial" w:hAnsi="Arial" w:cs="Arial"/>
            <w:color w:val="000000"/>
          </w:rPr>
          <w:t xml:space="preserve"> : </w:t>
        </w:r>
        <w:proofErr w:type="spellStart"/>
        <w:r w:rsidR="00DC745C">
          <w:rPr>
            <w:rFonts w:ascii="Arial" w:hAnsi="Arial" w:cs="Arial"/>
            <w:color w:val="000000"/>
          </w:rPr>
          <w:t>techno-struc</w:t>
        </w:r>
      </w:ins>
      <w:ins w:id="53" w:author="Maurice Alexandre" w:date="2021-09-29T11:21:00Z">
        <w:r w:rsidR="00DC745C">
          <w:rPr>
            <w:rFonts w:ascii="Arial" w:hAnsi="Arial" w:cs="Arial"/>
            <w:color w:val="000000"/>
          </w:rPr>
          <w:t>t</w:t>
        </w:r>
      </w:ins>
      <w:ins w:id="54" w:author="Maurice Alexandre" w:date="2021-09-29T11:20:00Z">
        <w:r w:rsidR="00DC745C">
          <w:rPr>
            <w:rFonts w:ascii="Arial" w:hAnsi="Arial" w:cs="Arial"/>
            <w:color w:val="000000"/>
          </w:rPr>
          <w:t>ure</w:t>
        </w:r>
      </w:ins>
      <w:proofErr w:type="spellEnd"/>
      <w:del w:id="55" w:author="Maurice Alexandre" w:date="2021-09-29T11:20:00Z">
        <w:r w:rsidRPr="007818D0" w:rsidDel="00DC745C">
          <w:rPr>
            <w:rFonts w:ascii="Arial" w:hAnsi="Arial" w:cs="Arial"/>
            <w:color w:val="000000"/>
          </w:rPr>
          <w:delText>,</w:delText>
        </w:r>
      </w:del>
    </w:p>
    <w:p w:rsidR="007818D0" w:rsidRDefault="007818D0" w:rsidP="007818D0">
      <w:pPr>
        <w:spacing w:after="0" w:line="240" w:lineRule="auto"/>
        <w:jc w:val="both"/>
        <w:rPr>
          <w:rFonts w:ascii="Arial" w:hAnsi="Arial" w:cs="Arial"/>
          <w:color w:val="000000"/>
        </w:rPr>
      </w:pPr>
      <w:r w:rsidRPr="007818D0">
        <w:rPr>
          <w:rFonts w:ascii="Arial" w:hAnsi="Arial" w:cs="Arial"/>
          <w:color w:val="000000"/>
        </w:rPr>
        <w:t>- les directeurs de cellules de progrès</w:t>
      </w:r>
      <w:ins w:id="56" w:author="Maurice Alexandre" w:date="2021-09-29T11:21:00Z">
        <w:r w:rsidR="00DC745C">
          <w:rPr>
            <w:rFonts w:ascii="Arial" w:hAnsi="Arial" w:cs="Arial"/>
            <w:color w:val="000000"/>
          </w:rPr>
          <w:t> : ligne hiérarchique</w:t>
        </w:r>
      </w:ins>
      <w:del w:id="57" w:author="Maurice Alexandre" w:date="2021-09-29T11:21:00Z">
        <w:r w:rsidRPr="007818D0" w:rsidDel="00DC745C">
          <w:rPr>
            <w:rFonts w:ascii="Arial" w:hAnsi="Arial" w:cs="Arial"/>
            <w:color w:val="000000"/>
          </w:rPr>
          <w:delText>,</w:delText>
        </w:r>
      </w:del>
    </w:p>
    <w:p w:rsidR="007818D0" w:rsidRPr="007818D0" w:rsidRDefault="007818D0" w:rsidP="007818D0">
      <w:pPr>
        <w:spacing w:after="0" w:line="240" w:lineRule="auto"/>
        <w:jc w:val="both"/>
        <w:rPr>
          <w:rFonts w:ascii="Arial" w:hAnsi="Arial" w:cs="Arial"/>
        </w:rPr>
      </w:pPr>
      <w:r w:rsidRPr="007818D0">
        <w:rPr>
          <w:rFonts w:ascii="Arial" w:hAnsi="Arial" w:cs="Arial"/>
          <w:color w:val="000000"/>
        </w:rPr>
        <w:t>- tes ouvriers travaillant dans les ateliers de production</w:t>
      </w:r>
      <w:ins w:id="58" w:author="Maurice Alexandre" w:date="2021-09-29T11:21:00Z">
        <w:r w:rsidR="00DC745C">
          <w:rPr>
            <w:rFonts w:ascii="Arial" w:hAnsi="Arial" w:cs="Arial"/>
            <w:color w:val="000000"/>
          </w:rPr>
          <w:t xml:space="preserve"> : </w:t>
        </w:r>
        <w:r w:rsidR="00DC745C">
          <w:rPr>
            <w:rFonts w:ascii="Arial" w:hAnsi="Arial" w:cs="Arial"/>
            <w:color w:val="000000"/>
          </w:rPr>
          <w:t xml:space="preserve">centre </w:t>
        </w:r>
        <w:r w:rsidR="00DC745C">
          <w:rPr>
            <w:rFonts w:ascii="Arial" w:hAnsi="Arial" w:cs="Arial"/>
            <w:color w:val="000000"/>
          </w:rPr>
          <w:t>opérationnel</w:t>
        </w:r>
      </w:ins>
    </w:p>
    <w:p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:rsidR="008B14F5" w:rsidRDefault="00512AF3" w:rsidP="00512AF3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7930E671" wp14:editId="448F7805">
            <wp:extent cx="6120130" cy="33121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F3" w:rsidRDefault="00226E75" w:rsidP="00226E75">
      <w:pPr>
        <w:spacing w:after="0" w:line="240" w:lineRule="auto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5C232CA1" wp14:editId="1986D1A1">
            <wp:extent cx="6096000" cy="1943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F5" w:rsidRDefault="008B14F5" w:rsidP="000C2737">
      <w:pPr>
        <w:spacing w:after="0" w:line="240" w:lineRule="auto"/>
        <w:jc w:val="both"/>
        <w:rPr>
          <w:rFonts w:ascii="Arial" w:hAnsi="Arial" w:cs="Arial"/>
        </w:rPr>
      </w:pPr>
    </w:p>
    <w:p w:rsidR="008A4373" w:rsidRDefault="008A4373" w:rsidP="000C2737">
      <w:pPr>
        <w:spacing w:after="0" w:line="240" w:lineRule="auto"/>
        <w:jc w:val="both"/>
        <w:rPr>
          <w:rFonts w:ascii="Arial" w:hAnsi="Arial" w:cs="Arial"/>
          <w:bCs/>
          <w:color w:val="000000"/>
        </w:rPr>
      </w:pPr>
    </w:p>
    <w:p w:rsidR="008B14F5" w:rsidRDefault="005653FD" w:rsidP="000C2737">
      <w:pPr>
        <w:spacing w:after="0" w:line="240" w:lineRule="auto"/>
        <w:jc w:val="both"/>
        <w:rPr>
          <w:ins w:id="59" w:author="Maurice Alexandre" w:date="2021-09-29T11:25:00Z"/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bCs/>
          <w:color w:val="000000"/>
        </w:rPr>
        <w:t>12</w:t>
      </w:r>
      <w:r w:rsidR="00512AF3" w:rsidRPr="00303D6D">
        <w:rPr>
          <w:rFonts w:ascii="Arial" w:hAnsi="Arial" w:cs="Arial"/>
          <w:b/>
          <w:bCs/>
          <w:color w:val="000000"/>
        </w:rPr>
        <w:t xml:space="preserve">. </w:t>
      </w:r>
      <w:r w:rsidR="00512AF3" w:rsidRPr="00303D6D">
        <w:rPr>
          <w:rFonts w:ascii="Arial" w:hAnsi="Arial" w:cs="Arial"/>
          <w:b/>
          <w:color w:val="000000"/>
        </w:rPr>
        <w:t>A quelles configurations de Mintzberg correspondent la structure simple, la structure divisionnelle et la structure matricielle ?</w:t>
      </w:r>
    </w:p>
    <w:p w:rsidR="00DC745C" w:rsidRPr="00DC745C" w:rsidRDefault="00DC745C" w:rsidP="000C2737">
      <w:pPr>
        <w:spacing w:after="0" w:line="240" w:lineRule="auto"/>
        <w:jc w:val="both"/>
        <w:rPr>
          <w:rFonts w:ascii="Arial" w:hAnsi="Arial" w:cs="Arial"/>
          <w:color w:val="000000"/>
          <w:rPrChange w:id="60" w:author="Maurice Alexandre" w:date="2021-09-29T11:25:00Z">
            <w:rPr>
              <w:rFonts w:ascii="Arial" w:hAnsi="Arial" w:cs="Arial"/>
              <w:b/>
              <w:color w:val="000000"/>
            </w:rPr>
          </w:rPrChange>
        </w:rPr>
      </w:pPr>
      <w:bookmarkStart w:id="61" w:name="_GoBack"/>
      <w:bookmarkEnd w:id="61"/>
    </w:p>
    <w:p w:rsidR="00512AF3" w:rsidRDefault="00512AF3" w:rsidP="000C273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</w:p>
    <w:p w:rsidR="00512AF3" w:rsidRPr="008A4373" w:rsidRDefault="00512AF3" w:rsidP="00512AF3">
      <w:pPr>
        <w:spacing w:after="0" w:line="240" w:lineRule="auto"/>
        <w:jc w:val="center"/>
        <w:rPr>
          <w:rFonts w:ascii="Arial" w:hAnsi="Arial" w:cs="Arial"/>
          <w:color w:val="000000"/>
        </w:rPr>
      </w:pPr>
      <w:r w:rsidRPr="008A4373">
        <w:rPr>
          <w:noProof/>
          <w:lang w:eastAsia="fr-FR"/>
        </w:rPr>
        <w:drawing>
          <wp:inline distT="0" distB="0" distL="0" distR="0" wp14:anchorId="4E771BEF" wp14:editId="3AFA5136">
            <wp:extent cx="4650380" cy="25717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25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73" w:rsidRDefault="008A4373" w:rsidP="001D7667">
      <w:pPr>
        <w:spacing w:after="0" w:line="240" w:lineRule="auto"/>
        <w:jc w:val="both"/>
        <w:rPr>
          <w:rFonts w:ascii="Arial" w:hAnsi="Arial" w:cs="Arial"/>
          <w:color w:val="000000"/>
        </w:rPr>
      </w:pPr>
    </w:p>
    <w:p w:rsidR="001D7667" w:rsidRPr="00303D6D" w:rsidRDefault="005653FD" w:rsidP="001D7667">
      <w:pPr>
        <w:spacing w:after="0" w:line="240" w:lineRule="auto"/>
        <w:jc w:val="both"/>
        <w:rPr>
          <w:rFonts w:ascii="Arial" w:hAnsi="Arial" w:cs="Arial"/>
          <w:b/>
          <w:color w:val="000000"/>
        </w:rPr>
      </w:pPr>
      <w:r w:rsidRPr="00303D6D">
        <w:rPr>
          <w:rFonts w:ascii="Arial" w:hAnsi="Arial" w:cs="Arial"/>
          <w:b/>
          <w:color w:val="000000"/>
        </w:rPr>
        <w:t>13</w:t>
      </w:r>
      <w:r w:rsidR="00512AF3" w:rsidRPr="00303D6D">
        <w:rPr>
          <w:rFonts w:ascii="Arial" w:hAnsi="Arial" w:cs="Arial"/>
          <w:b/>
          <w:color w:val="000000"/>
        </w:rPr>
        <w:t xml:space="preserve">. Pourquoi la structure du Groupe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Altrad</w:t>
      </w:r>
      <w:proofErr w:type="spellEnd"/>
      <w:r w:rsidR="00512AF3" w:rsidRPr="00303D6D">
        <w:rPr>
          <w:rFonts w:ascii="Arial" w:hAnsi="Arial" w:cs="Arial"/>
          <w:b/>
          <w:color w:val="000000"/>
        </w:rPr>
        <w:t xml:space="preserve"> se rapproche-t-elle de l'organisation innovatrice (ou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adhocratie</w:t>
      </w:r>
      <w:proofErr w:type="spellEnd"/>
      <w:r w:rsidR="00512AF3" w:rsidRPr="00303D6D">
        <w:rPr>
          <w:rFonts w:ascii="Arial" w:hAnsi="Arial" w:cs="Arial"/>
          <w:b/>
          <w:color w:val="000000"/>
        </w:rPr>
        <w:t>) de Mintzberg ?</w:t>
      </w:r>
    </w:p>
    <w:p w:rsidR="00512AF3" w:rsidRPr="00303D6D" w:rsidRDefault="005653FD" w:rsidP="000C2737">
      <w:pPr>
        <w:spacing w:after="0" w:line="240" w:lineRule="auto"/>
        <w:jc w:val="both"/>
        <w:rPr>
          <w:rFonts w:ascii="Arial" w:hAnsi="Arial" w:cs="Arial"/>
          <w:b/>
        </w:rPr>
      </w:pPr>
      <w:r w:rsidRPr="00303D6D">
        <w:rPr>
          <w:rFonts w:ascii="Arial" w:hAnsi="Arial" w:cs="Arial"/>
          <w:b/>
          <w:color w:val="000000"/>
        </w:rPr>
        <w:t>14</w:t>
      </w:r>
      <w:r w:rsidR="00512AF3" w:rsidRPr="00303D6D">
        <w:rPr>
          <w:rFonts w:ascii="Arial" w:hAnsi="Arial" w:cs="Arial"/>
          <w:b/>
          <w:color w:val="000000"/>
        </w:rPr>
        <w:t xml:space="preserve">. Quels sont les avantages de la structure mise en place dans le Groupe </w:t>
      </w:r>
      <w:proofErr w:type="spellStart"/>
      <w:r w:rsidR="00512AF3" w:rsidRPr="00303D6D">
        <w:rPr>
          <w:rFonts w:ascii="Arial" w:hAnsi="Arial" w:cs="Arial"/>
          <w:b/>
          <w:color w:val="000000"/>
        </w:rPr>
        <w:t>Altrad</w:t>
      </w:r>
      <w:proofErr w:type="spellEnd"/>
      <w:r w:rsidR="00512AF3" w:rsidRPr="00303D6D">
        <w:rPr>
          <w:rFonts w:ascii="Arial" w:hAnsi="Arial" w:cs="Arial"/>
          <w:b/>
          <w:color w:val="000000"/>
        </w:rPr>
        <w:t xml:space="preserve"> ?</w:t>
      </w:r>
    </w:p>
    <w:sectPr w:rsidR="00512AF3" w:rsidRPr="00303D6D" w:rsidSect="009B6734">
      <w:headerReference w:type="default" r:id="rId19"/>
      <w:footerReference w:type="default" r:id="rId20"/>
      <w:pgSz w:w="11906" w:h="16838" w:code="9"/>
      <w:pgMar w:top="851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2931" w:rsidRDefault="00AF2931" w:rsidP="007B1E15">
      <w:pPr>
        <w:spacing w:after="0" w:line="240" w:lineRule="auto"/>
      </w:pPr>
      <w:r>
        <w:separator/>
      </w:r>
    </w:p>
  </w:endnote>
  <w:endnote w:type="continuationSeparator" w:id="0">
    <w:p w:rsidR="00AF2931" w:rsidRDefault="00AF2931" w:rsidP="007B1E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  <w:sz w:val="20"/>
        <w:szCs w:val="20"/>
      </w:rPr>
      <w:id w:val="1688485974"/>
      <w:docPartObj>
        <w:docPartGallery w:val="Page Numbers (Bottom of Page)"/>
        <w:docPartUnique/>
      </w:docPartObj>
    </w:sdtPr>
    <w:sdtEndPr/>
    <w:sdtContent>
      <w:p w:rsidR="004D522D" w:rsidRPr="006E6A22" w:rsidRDefault="004D522D" w:rsidP="004D522D">
        <w:pPr>
          <w:pStyle w:val="En-tte"/>
          <w:pBdr>
            <w:top w:val="single" w:sz="4" w:space="1" w:color="auto"/>
          </w:pBdr>
          <w:rPr>
            <w:rFonts w:ascii="Arial" w:hAnsi="Arial" w:cs="Arial"/>
            <w:sz w:val="20"/>
            <w:szCs w:val="20"/>
          </w:rPr>
        </w:pPr>
        <w:r w:rsidRPr="006E6A22">
          <w:rPr>
            <w:rFonts w:ascii="Arial" w:hAnsi="Arial" w:cs="Arial"/>
            <w:b/>
            <w:sz w:val="20"/>
            <w:szCs w:val="20"/>
          </w:rPr>
          <w:t>C2_</w:t>
        </w:r>
        <w:r w:rsidRPr="006E6A22">
          <w:rPr>
            <w:rFonts w:ascii="Arial" w:hAnsi="Arial" w:cs="Arial"/>
            <w:b/>
            <w:color w:val="003399"/>
            <w:sz w:val="20"/>
            <w:szCs w:val="20"/>
          </w:rPr>
          <w:t xml:space="preserve"> L’organisation, structures, culture et pouvoir</w:t>
        </w:r>
        <w:r w:rsidRPr="006E6A22">
          <w:rPr>
            <w:rFonts w:ascii="Arial" w:hAnsi="Arial" w:cs="Arial"/>
            <w:b/>
            <w:sz w:val="20"/>
            <w:szCs w:val="20"/>
          </w:rPr>
          <w:t xml:space="preserve">                                  </w:t>
        </w:r>
        <w:r w:rsidRPr="006E6A22">
          <w:rPr>
            <w:rFonts w:ascii="Arial" w:hAnsi="Arial" w:cs="Arial"/>
            <w:b/>
            <w:sz w:val="20"/>
            <w:szCs w:val="20"/>
          </w:rPr>
          <w:tab/>
          <w:t xml:space="preserve"> </w:t>
        </w:r>
        <w:r w:rsidRPr="006E6A22">
          <w:rPr>
            <w:rFonts w:ascii="Arial" w:hAnsi="Arial" w:cs="Arial"/>
            <w:sz w:val="20"/>
            <w:szCs w:val="20"/>
          </w:rPr>
          <w:fldChar w:fldCharType="begin"/>
        </w:r>
        <w:r w:rsidRPr="006E6A22">
          <w:rPr>
            <w:rFonts w:ascii="Arial" w:hAnsi="Arial" w:cs="Arial"/>
            <w:sz w:val="20"/>
            <w:szCs w:val="20"/>
          </w:rPr>
          <w:instrText>PAGE   \* MERGEFORMAT</w:instrText>
        </w:r>
        <w:r w:rsidRPr="006E6A22">
          <w:rPr>
            <w:rFonts w:ascii="Arial" w:hAnsi="Arial" w:cs="Arial"/>
            <w:sz w:val="20"/>
            <w:szCs w:val="20"/>
          </w:rPr>
          <w:fldChar w:fldCharType="separate"/>
        </w:r>
        <w:r w:rsidR="00DC745C">
          <w:rPr>
            <w:rFonts w:ascii="Arial" w:hAnsi="Arial" w:cs="Arial"/>
            <w:noProof/>
            <w:sz w:val="20"/>
            <w:szCs w:val="20"/>
          </w:rPr>
          <w:t>6</w:t>
        </w:r>
        <w:r w:rsidRPr="006E6A22">
          <w:rPr>
            <w:rFonts w:ascii="Arial" w:hAnsi="Arial" w:cs="Arial"/>
            <w:sz w:val="20"/>
            <w:szCs w:val="20"/>
          </w:rPr>
          <w:fldChar w:fldCharType="end"/>
        </w:r>
        <w:r w:rsidRPr="006E6A22">
          <w:rPr>
            <w:rFonts w:ascii="Arial" w:hAnsi="Arial" w:cs="Arial"/>
            <w:sz w:val="20"/>
            <w:szCs w:val="20"/>
          </w:rPr>
          <w:tab/>
        </w:r>
      </w:p>
    </w:sdtContent>
  </w:sdt>
  <w:p w:rsidR="007B1E15" w:rsidRPr="004D522D" w:rsidRDefault="007B1E15" w:rsidP="004D522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2931" w:rsidRDefault="00AF2931" w:rsidP="007B1E15">
      <w:pPr>
        <w:spacing w:after="0" w:line="240" w:lineRule="auto"/>
      </w:pPr>
      <w:r>
        <w:separator/>
      </w:r>
    </w:p>
  </w:footnote>
  <w:footnote w:type="continuationSeparator" w:id="0">
    <w:p w:rsidR="00AF2931" w:rsidRDefault="00AF2931" w:rsidP="007B1E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522D" w:rsidRPr="00A63359" w:rsidRDefault="00A63359" w:rsidP="00A63359">
    <w:pPr>
      <w:pStyle w:val="Titre1"/>
      <w:pBdr>
        <w:bottom w:val="single" w:sz="4" w:space="1" w:color="auto"/>
      </w:pBdr>
      <w:rPr>
        <w:rFonts w:asciiTheme="minorHAnsi" w:hAnsiTheme="minorHAnsi" w:cstheme="minorHAnsi"/>
        <w:b/>
        <w:bCs/>
        <w:color w:val="auto"/>
        <w:sz w:val="22"/>
        <w:szCs w:val="22"/>
      </w:rPr>
    </w:pPr>
    <w:r>
      <w:rPr>
        <w:rFonts w:asciiTheme="minorHAnsi" w:hAnsiTheme="minorHAnsi" w:cstheme="minorHAnsi"/>
        <w:b/>
        <w:bCs/>
        <w:color w:val="auto"/>
        <w:sz w:val="22"/>
        <w:szCs w:val="22"/>
      </w:rPr>
      <w:t>IUT de Bayonne - BUT Info - S1</w:t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  <w:t xml:space="preserve">          </w:t>
    </w:r>
    <w:r w:rsidRPr="001F23C8">
      <w:rPr>
        <w:rFonts w:asciiTheme="minorHAnsi" w:hAnsiTheme="minorHAnsi" w:cstheme="minorHAnsi"/>
        <w:b/>
        <w:bCs/>
        <w:color w:val="auto"/>
        <w:sz w:val="22"/>
        <w:szCs w:val="22"/>
      </w:rPr>
      <w:t>R1.08 - Gestion de projet et des organisations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44CF0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022F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F6356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2001C0"/>
    <w:multiLevelType w:val="hybridMultilevel"/>
    <w:tmpl w:val="81B09A36"/>
    <w:lvl w:ilvl="0" w:tplc="4394E2C0">
      <w:start w:val="1"/>
      <w:numFmt w:val="decimal"/>
      <w:pStyle w:val="06QuestionLDP"/>
      <w:lvlText w:val="%1."/>
      <w:lvlJc w:val="left"/>
      <w:pPr>
        <w:ind w:left="720" w:hanging="360"/>
      </w:pPr>
      <w:rPr>
        <w:rFonts w:cs="Times New Roman" w:hint="default"/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0263BB"/>
    <w:multiLevelType w:val="hybridMultilevel"/>
    <w:tmpl w:val="60145F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142E8F"/>
    <w:multiLevelType w:val="hybridMultilevel"/>
    <w:tmpl w:val="3732F3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aurice Alexandre">
    <w15:presenceInfo w15:providerId="None" w15:userId="Maurice Alexandr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trackRevision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3F8"/>
    <w:rsid w:val="00000D3D"/>
    <w:rsid w:val="00033252"/>
    <w:rsid w:val="00086646"/>
    <w:rsid w:val="000A0EEF"/>
    <w:rsid w:val="000A5691"/>
    <w:rsid w:val="000C2737"/>
    <w:rsid w:val="0010588B"/>
    <w:rsid w:val="00116FF8"/>
    <w:rsid w:val="00145F8B"/>
    <w:rsid w:val="00184423"/>
    <w:rsid w:val="001D7667"/>
    <w:rsid w:val="00210392"/>
    <w:rsid w:val="00226E75"/>
    <w:rsid w:val="00250C31"/>
    <w:rsid w:val="0027567F"/>
    <w:rsid w:val="002B17FB"/>
    <w:rsid w:val="002B235C"/>
    <w:rsid w:val="002E3366"/>
    <w:rsid w:val="00303D6D"/>
    <w:rsid w:val="003477AB"/>
    <w:rsid w:val="003C2E95"/>
    <w:rsid w:val="0049136B"/>
    <w:rsid w:val="004A61F4"/>
    <w:rsid w:val="004D2180"/>
    <w:rsid w:val="004D4EFA"/>
    <w:rsid w:val="004D522D"/>
    <w:rsid w:val="004E3860"/>
    <w:rsid w:val="00512AF3"/>
    <w:rsid w:val="005653FD"/>
    <w:rsid w:val="0057402B"/>
    <w:rsid w:val="00636EA0"/>
    <w:rsid w:val="006502E5"/>
    <w:rsid w:val="00675909"/>
    <w:rsid w:val="006B2630"/>
    <w:rsid w:val="006D2FE4"/>
    <w:rsid w:val="00702528"/>
    <w:rsid w:val="00722DE9"/>
    <w:rsid w:val="007818D0"/>
    <w:rsid w:val="007B1E15"/>
    <w:rsid w:val="007D78F1"/>
    <w:rsid w:val="007F2C17"/>
    <w:rsid w:val="00810638"/>
    <w:rsid w:val="008443F8"/>
    <w:rsid w:val="0085469D"/>
    <w:rsid w:val="008549E8"/>
    <w:rsid w:val="008A4373"/>
    <w:rsid w:val="008A4958"/>
    <w:rsid w:val="008B14F5"/>
    <w:rsid w:val="008C156B"/>
    <w:rsid w:val="008E5F1F"/>
    <w:rsid w:val="008F5D6E"/>
    <w:rsid w:val="009B6734"/>
    <w:rsid w:val="00A0070A"/>
    <w:rsid w:val="00A63359"/>
    <w:rsid w:val="00A838A3"/>
    <w:rsid w:val="00A91A58"/>
    <w:rsid w:val="00AB155B"/>
    <w:rsid w:val="00AB7E57"/>
    <w:rsid w:val="00AC53FD"/>
    <w:rsid w:val="00AF2931"/>
    <w:rsid w:val="00B072C6"/>
    <w:rsid w:val="00BF07DB"/>
    <w:rsid w:val="00C071C4"/>
    <w:rsid w:val="00C822B9"/>
    <w:rsid w:val="00CE6DCA"/>
    <w:rsid w:val="00D701C0"/>
    <w:rsid w:val="00DC4129"/>
    <w:rsid w:val="00DC745C"/>
    <w:rsid w:val="00E2625B"/>
    <w:rsid w:val="00E60764"/>
    <w:rsid w:val="00E80DF7"/>
    <w:rsid w:val="00E9794C"/>
    <w:rsid w:val="00EC00C8"/>
    <w:rsid w:val="00EF4AE2"/>
    <w:rsid w:val="00F5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9C9BE"/>
  <w15:docId w15:val="{F50D9E0E-72A1-422E-9D40-04590A71A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72C6"/>
  </w:style>
  <w:style w:type="paragraph" w:styleId="Titre1">
    <w:name w:val="heading 1"/>
    <w:basedOn w:val="Normal"/>
    <w:next w:val="Normal"/>
    <w:link w:val="Titre1Car"/>
    <w:uiPriority w:val="9"/>
    <w:qFormat/>
    <w:rsid w:val="00A63359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44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443F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27567F"/>
    <w:pPr>
      <w:ind w:left="720"/>
      <w:contextualSpacing/>
    </w:pPr>
  </w:style>
  <w:style w:type="paragraph" w:styleId="En-tte">
    <w:name w:val="header"/>
    <w:basedOn w:val="Normal"/>
    <w:link w:val="En-tteCar"/>
    <w:unhideWhenUsed/>
    <w:rsid w:val="007B1E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1E15"/>
  </w:style>
  <w:style w:type="paragraph" w:styleId="Pieddepage">
    <w:name w:val="footer"/>
    <w:basedOn w:val="Normal"/>
    <w:link w:val="PieddepageCar"/>
    <w:uiPriority w:val="99"/>
    <w:unhideWhenUsed/>
    <w:rsid w:val="007B1E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1E15"/>
  </w:style>
  <w:style w:type="paragraph" w:customStyle="1" w:styleId="06QuestionLDP">
    <w:name w:val="06_QuestionLDP"/>
    <w:basedOn w:val="Normal"/>
    <w:qFormat/>
    <w:rsid w:val="00E80DF7"/>
    <w:pPr>
      <w:numPr>
        <w:numId w:val="5"/>
      </w:numPr>
      <w:spacing w:before="120" w:after="0" w:line="240" w:lineRule="auto"/>
      <w:jc w:val="both"/>
    </w:pPr>
    <w:rPr>
      <w:rFonts w:ascii="Times New Roman" w:eastAsia="Times New Roman" w:hAnsi="Times New Roman" w:cs="Times New Roman"/>
      <w:b/>
      <w:bCs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A6335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25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798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LDF</dc:creator>
  <cp:lastModifiedBy>Maurice Alexandre</cp:lastModifiedBy>
  <cp:revision>14</cp:revision>
  <cp:lastPrinted>2019-09-25T07:50:00Z</cp:lastPrinted>
  <dcterms:created xsi:type="dcterms:W3CDTF">2018-09-20T09:43:00Z</dcterms:created>
  <dcterms:modified xsi:type="dcterms:W3CDTF">2021-09-29T10:25:00Z</dcterms:modified>
</cp:coreProperties>
</file>